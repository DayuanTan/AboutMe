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99886" w14:textId="77777777" w:rsidR="0048618E" w:rsidRDefault="0048618E" w:rsidP="0048618E">
      <w:pPr>
        <w:pStyle w:val="Title"/>
      </w:pPr>
      <w:r>
        <w:t>Questions you should ask before using blockchain</w:t>
      </w:r>
    </w:p>
    <w:p w14:paraId="4CED1609" w14:textId="77777777" w:rsidR="0048618E" w:rsidRDefault="0048618E" w:rsidP="0048618E"/>
    <w:p w14:paraId="48BDBF82" w14:textId="77777777" w:rsidR="0048618E" w:rsidRDefault="0048618E" w:rsidP="0048618E"/>
    <w:p w14:paraId="4FE3291C" w14:textId="05BA1247" w:rsidR="0048618E" w:rsidRDefault="0048618E" w:rsidP="0048618E">
      <w:r>
        <w:rPr>
          <w:noProof/>
        </w:rPr>
        <w:drawing>
          <wp:inline distT="0" distB="0" distL="0" distR="0" wp14:anchorId="44BD7143" wp14:editId="0EF666FE">
            <wp:extent cx="54864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E9BC" w14:textId="3722B720" w:rsidR="0048618E" w:rsidRDefault="0048618E" w:rsidP="0048618E"/>
    <w:p w14:paraId="0284F0DD" w14:textId="77777777" w:rsidR="0048618E" w:rsidRDefault="0048618E" w:rsidP="0048618E">
      <w:r>
        <w:t>Blockchain cannot do anything. In most cases, you don't need a blockchain. But for the things it does well, it's unprecedented.</w:t>
      </w:r>
    </w:p>
    <w:p w14:paraId="41190BBA" w14:textId="77777777" w:rsidR="0048618E" w:rsidRDefault="0048618E" w:rsidP="0048618E"/>
    <w:p w14:paraId="49D81AB2" w14:textId="5DD4B265" w:rsidR="0048618E" w:rsidRDefault="0048618E" w:rsidP="0048618E">
      <w:r>
        <w:t xml:space="preserve">Before you decide </w:t>
      </w:r>
      <w:del w:id="0" w:author="Dayuan Tan" w:date="2022-09-28T01:00:00Z">
        <w:r w:rsidDel="001A7454">
          <w:delText xml:space="preserve">using </w:delText>
        </w:r>
      </w:del>
      <w:ins w:id="1" w:author="Dayuan Tan" w:date="2022-09-28T01:00:00Z">
        <w:r w:rsidR="001A7454">
          <w:t xml:space="preserve">to use </w:t>
        </w:r>
      </w:ins>
      <w:r>
        <w:t>blockchain for your projects, you should consider below questions.</w:t>
      </w:r>
    </w:p>
    <w:p w14:paraId="178BB942" w14:textId="77777777" w:rsidR="0048618E" w:rsidRDefault="0048618E" w:rsidP="0048618E"/>
    <w:p w14:paraId="664EC64E" w14:textId="77777777" w:rsidR="0048618E" w:rsidRDefault="0048618E" w:rsidP="0048618E">
      <w:pPr>
        <w:pStyle w:val="Heading1"/>
      </w:pPr>
      <w:r>
        <w:t>1. Do you need to store data in your project?</w:t>
      </w:r>
    </w:p>
    <w:p w14:paraId="771A9A6A" w14:textId="77777777" w:rsidR="0048618E" w:rsidRDefault="0048618E" w:rsidP="0048618E">
      <w:r>
        <w:t xml:space="preserve">   </w:t>
      </w:r>
    </w:p>
    <w:p w14:paraId="52A2CCEB" w14:textId="264DC143" w:rsidR="0048618E" w:rsidRDefault="0048618E" w:rsidP="0048618E">
      <w:r>
        <w:t>Blockchain is a distributed ledger, aka a distributed data storage system. If you don't use any data in your project, then you don't need a blockchain.</w:t>
      </w:r>
    </w:p>
    <w:p w14:paraId="4A9C2950" w14:textId="77777777" w:rsidR="0048618E" w:rsidRDefault="0048618E" w:rsidP="0048618E"/>
    <w:p w14:paraId="63E9C903" w14:textId="1D335247" w:rsidR="0048618E" w:rsidRDefault="0048618E" w:rsidP="0048618E">
      <w:r>
        <w:t xml:space="preserve">Someone may say blockchain is a database which is not </w:t>
      </w:r>
      <w:r w:rsidR="00777B92">
        <w:t>accurate</w:t>
      </w:r>
      <w:r>
        <w:t>. A mature database</w:t>
      </w:r>
      <w:r w:rsidR="00777B92">
        <w:t xml:space="preserve"> (e.g., Oracle, MySQL, etc.)</w:t>
      </w:r>
      <w:r>
        <w:t xml:space="preserve"> has many requirements, like quick query speed for even</w:t>
      </w:r>
      <w:ins w:id="2" w:author="Dayuan Tan" w:date="2022-09-28T01:02:00Z">
        <w:r w:rsidR="002E4BF4">
          <w:t xml:space="preserve"> a</w:t>
        </w:r>
      </w:ins>
      <w:r>
        <w:t xml:space="preserve"> large amount of data. What to store on blockchain should be carefully chose</w:t>
      </w:r>
      <w:ins w:id="3" w:author="Dayuan Tan" w:date="2022-09-28T01:00:00Z">
        <w:r w:rsidR="0037407A">
          <w:t>n</w:t>
        </w:r>
      </w:ins>
      <w:r>
        <w:t>.</w:t>
      </w:r>
      <w:r w:rsidR="00777B92">
        <w:t xml:space="preserve"> </w:t>
      </w:r>
    </w:p>
    <w:p w14:paraId="1AD167F6" w14:textId="77777777" w:rsidR="0048618E" w:rsidRDefault="0048618E" w:rsidP="0048618E"/>
    <w:p w14:paraId="6E8E031C" w14:textId="36830572" w:rsidR="0048618E" w:rsidRDefault="0048618E" w:rsidP="0048618E">
      <w:pPr>
        <w:pStyle w:val="Heading1"/>
      </w:pPr>
      <w:r>
        <w:t>2. Are there multiple parties</w:t>
      </w:r>
      <w:r w:rsidR="00EE1D76">
        <w:t>, who contribute data,</w:t>
      </w:r>
      <w:r>
        <w:t xml:space="preserve"> in your project?</w:t>
      </w:r>
      <w:r w:rsidR="00EE1D76">
        <w:t xml:space="preserve"> </w:t>
      </w:r>
    </w:p>
    <w:p w14:paraId="591A3298" w14:textId="77777777" w:rsidR="0048618E" w:rsidRDefault="0048618E" w:rsidP="0048618E"/>
    <w:p w14:paraId="1CFBDB2E" w14:textId="3449C9CE" w:rsidR="00BE298A" w:rsidRDefault="0048618E" w:rsidP="0048618E">
      <w:r>
        <w:t>One main benefit blockchain brings is the trust between multiple parties. If you</w:t>
      </w:r>
      <w:ins w:id="4" w:author="Dayuan Tan" w:date="2022-09-28T01:03:00Z">
        <w:r w:rsidR="002E4BF4">
          <w:t>r</w:t>
        </w:r>
      </w:ins>
      <w:r>
        <w:t xml:space="preserve"> project only involve</w:t>
      </w:r>
      <w:ins w:id="5" w:author="Dayuan Tan" w:date="2022-09-28T01:03:00Z">
        <w:r w:rsidR="002E4BF4">
          <w:t>s</w:t>
        </w:r>
      </w:ins>
      <w:r>
        <w:t xml:space="preserve"> yourself</w:t>
      </w:r>
      <w:ins w:id="6" w:author="Dayuan Tan" w:date="2022-09-28T01:03:00Z">
        <w:r w:rsidR="002E4BF4">
          <w:t>,</w:t>
        </w:r>
      </w:ins>
      <w:r>
        <w:t xml:space="preserve"> th</w:t>
      </w:r>
      <w:r w:rsidR="00200CE5">
        <w:t>e</w:t>
      </w:r>
      <w:r>
        <w:t>n you don't need a blockchain.</w:t>
      </w:r>
      <w:r w:rsidR="00200CE5">
        <w:t xml:space="preserve"> If you know and trust each other then you don’t need a blockchain. In this case may</w:t>
      </w:r>
      <w:del w:id="7" w:author="Dayuan Tan" w:date="2022-10-01T21:37:00Z">
        <w:r w:rsidR="00200CE5" w:rsidDel="00EE26CA">
          <w:delText xml:space="preserve"> </w:delText>
        </w:r>
      </w:del>
      <w:r w:rsidR="00200CE5">
        <w:t>be a central or distributed system work</w:t>
      </w:r>
      <w:ins w:id="8" w:author="Dayuan Tan" w:date="2022-10-01T21:37:00Z">
        <w:r w:rsidR="00EE26CA">
          <w:t>s</w:t>
        </w:r>
      </w:ins>
      <w:r w:rsidR="00200CE5">
        <w:t xml:space="preserve"> well for you. </w:t>
      </w:r>
    </w:p>
    <w:p w14:paraId="6757F447" w14:textId="3443253B" w:rsidR="0048618E" w:rsidRDefault="0048618E" w:rsidP="0048618E"/>
    <w:p w14:paraId="0EF80F52" w14:textId="5B74B097" w:rsidR="0048618E" w:rsidRDefault="0048618E" w:rsidP="0048618E">
      <w:r>
        <w:t xml:space="preserve">The parties can be organizations, or departments of one organization, or any parts of one team, </w:t>
      </w:r>
      <w:r w:rsidR="00D74C35">
        <w:t>if</w:t>
      </w:r>
      <w:r>
        <w:t xml:space="preserve"> you don’t have 100% trust in each other. For example, the </w:t>
      </w:r>
      <w:r w:rsidR="00D74C35">
        <w:t>manufacturing</w:t>
      </w:r>
      <w:r>
        <w:t xml:space="preserve"> department and quality </w:t>
      </w:r>
      <w:r w:rsidR="00D74C35">
        <w:t>control</w:t>
      </w:r>
      <w:r>
        <w:t xml:space="preserve"> department</w:t>
      </w:r>
      <w:r w:rsidR="00D74C35">
        <w:t>.</w:t>
      </w:r>
    </w:p>
    <w:p w14:paraId="26A78A51" w14:textId="48A84DD8" w:rsidR="00EE1D76" w:rsidRDefault="00EE1D76" w:rsidP="0048618E">
      <w:r>
        <w:lastRenderedPageBreak/>
        <w:t xml:space="preserve">Those multiple parties should have the need to contribute data. </w:t>
      </w:r>
      <w:r w:rsidR="00C719B0">
        <w:t xml:space="preserve">If there are multiple parties but only one contribute data (like a static webpage), then you don’t need a blockchain. Only when multiple parties need to write into the data storage system, you should continue considering blockchain. </w:t>
      </w:r>
    </w:p>
    <w:p w14:paraId="5BE0DE32" w14:textId="6BE0E43F" w:rsidR="00D74C35" w:rsidRDefault="00D74C35" w:rsidP="0048618E"/>
    <w:p w14:paraId="2DA1374E" w14:textId="5F058E9C" w:rsidR="00200CE5" w:rsidRDefault="00200CE5" w:rsidP="006A2219">
      <w:pPr>
        <w:pStyle w:val="Heading1"/>
      </w:pPr>
      <w:r>
        <w:t xml:space="preserve">3. </w:t>
      </w:r>
      <w:r w:rsidR="006A2219">
        <w:t>Do all parties trust a third party over blockchain?</w:t>
      </w:r>
    </w:p>
    <w:p w14:paraId="344945F6" w14:textId="77777777" w:rsidR="006A2219" w:rsidRDefault="006A2219" w:rsidP="0048618E"/>
    <w:p w14:paraId="733CE7E3" w14:textId="2A9EE31B" w:rsidR="006A2219" w:rsidRDefault="006A2219" w:rsidP="0048618E">
      <w:r>
        <w:t>If your answer to the second question is Yes, then there are two solutions: hiring an all</w:t>
      </w:r>
      <w:ins w:id="9" w:author="Dayuan Tan" w:date="2022-10-01T21:37:00Z">
        <w:r w:rsidR="00EE26CA">
          <w:t>-</w:t>
        </w:r>
      </w:ins>
      <w:del w:id="10" w:author="Dayuan Tan" w:date="2022-10-01T21:37:00Z">
        <w:r w:rsidDel="00EE26CA">
          <w:delText xml:space="preserve"> </w:delText>
        </w:r>
      </w:del>
      <w:r>
        <w:t>trusted third party or using blockchain.</w:t>
      </w:r>
    </w:p>
    <w:p w14:paraId="59E19872" w14:textId="7A0DABBB" w:rsidR="006A2219" w:rsidRDefault="006A2219" w:rsidP="0048618E"/>
    <w:p w14:paraId="79821C11" w14:textId="58BE9C88" w:rsidR="006A2219" w:rsidRDefault="006A2219" w:rsidP="0048618E">
      <w:r>
        <w:t xml:space="preserve">In many cases, you can find a third party trusted by all parties. </w:t>
      </w:r>
      <w:r w:rsidR="00852193">
        <w:t>In this case</w:t>
      </w:r>
      <w:ins w:id="11" w:author="Dayuan Tan" w:date="2022-10-01T21:37:00Z">
        <w:r w:rsidR="00EE26CA">
          <w:t>,</w:t>
        </w:r>
      </w:ins>
      <w:r w:rsidR="00852193">
        <w:t xml:space="preserve"> you don’t need a blockchain. </w:t>
      </w:r>
      <w:r>
        <w:t xml:space="preserve">For example, when you transfer some money to your friend, </w:t>
      </w:r>
      <w:r w:rsidR="00B97A44">
        <w:t>you</w:t>
      </w:r>
      <w:r w:rsidR="009843F9">
        <w:t xml:space="preserve">, </w:t>
      </w:r>
      <w:r w:rsidR="00B97A44">
        <w:t xml:space="preserve">your bank, your </w:t>
      </w:r>
      <w:r w:rsidR="009843F9">
        <w:t>friend,</w:t>
      </w:r>
      <w:r w:rsidR="00B97A44">
        <w:t xml:space="preserve"> and their bank all trust in SWIFT </w:t>
      </w:r>
      <w:r w:rsidR="009843F9">
        <w:t>(or ACH or any other system</w:t>
      </w:r>
      <w:del w:id="12" w:author="Dayuan Tan" w:date="2022-10-01T21:37:00Z">
        <w:r w:rsidR="009843F9" w:rsidDel="00EE26CA">
          <w:delText>s</w:delText>
        </w:r>
      </w:del>
      <w:r w:rsidR="009843F9">
        <w:t xml:space="preserve">). When you buy a product from a seller on Amazon, </w:t>
      </w:r>
      <w:proofErr w:type="gramStart"/>
      <w:r w:rsidR="009843F9">
        <w:t>you</w:t>
      </w:r>
      <w:proofErr w:type="gramEnd"/>
      <w:r w:rsidR="009843F9">
        <w:t xml:space="preserve"> and the seller both trust</w:t>
      </w:r>
      <w:del w:id="13" w:author="Dayuan Tan" w:date="2022-10-01T21:38:00Z">
        <w:r w:rsidR="009843F9" w:rsidDel="00EE26CA">
          <w:delText xml:space="preserve"> in</w:delText>
        </w:r>
      </w:del>
      <w:r w:rsidR="009843F9">
        <w:t xml:space="preserve"> Amazon. You place the order and pay for </w:t>
      </w:r>
      <w:r w:rsidR="00716B84">
        <w:t>it,</w:t>
      </w:r>
      <w:r w:rsidR="009843F9">
        <w:t xml:space="preserve"> but your seller cannot get your </w:t>
      </w:r>
      <w:r w:rsidR="00716B84">
        <w:t>payment</w:t>
      </w:r>
      <w:r w:rsidR="009843F9">
        <w:t xml:space="preserve"> immediately. Th</w:t>
      </w:r>
      <w:r w:rsidR="00716B84">
        <w:t>e</w:t>
      </w:r>
      <w:del w:id="14" w:author="Dayuan Tan" w:date="2022-10-01T21:38:00Z">
        <w:r w:rsidR="00716B84" w:rsidDel="00EE26CA">
          <w:delText>se</w:delText>
        </w:r>
      </w:del>
      <w:r w:rsidR="00716B84">
        <w:t xml:space="preserve"> money you paid </w:t>
      </w:r>
      <w:del w:id="15" w:author="Dayuan Tan" w:date="2022-10-01T21:38:00Z">
        <w:r w:rsidR="00716B84" w:rsidDel="00EE26CA">
          <w:delText xml:space="preserve">are </w:delText>
        </w:r>
      </w:del>
      <w:ins w:id="16" w:author="Dayuan Tan" w:date="2022-10-01T21:38:00Z">
        <w:r w:rsidR="00EE26CA">
          <w:t>is</w:t>
        </w:r>
        <w:r w:rsidR="00EE26CA">
          <w:t xml:space="preserve"> </w:t>
        </w:r>
      </w:ins>
      <w:r w:rsidR="00716B84">
        <w:t xml:space="preserve">transferred to Amazon. </w:t>
      </w:r>
      <w:r w:rsidR="009843F9">
        <w:t xml:space="preserve">The seller can get your payment after </w:t>
      </w:r>
      <w:r w:rsidR="00716B84">
        <w:t>the package has been delivered.</w:t>
      </w:r>
    </w:p>
    <w:p w14:paraId="375BCE23" w14:textId="57FFF273" w:rsidR="00716B84" w:rsidRDefault="00716B84" w:rsidP="0048618E"/>
    <w:p w14:paraId="11050889" w14:textId="78E9CBC3" w:rsidR="00716B84" w:rsidRDefault="00716B84" w:rsidP="0048618E">
      <w:r>
        <w:t xml:space="preserve">If you cannot find a third party trusted by all, or you choose blockchain over </w:t>
      </w:r>
      <w:ins w:id="17" w:author="Dayuan Tan" w:date="2022-10-01T21:38:00Z">
        <w:r w:rsidR="00EE26CA">
          <w:t xml:space="preserve">a </w:t>
        </w:r>
      </w:ins>
      <w:r w:rsidR="00852193">
        <w:t>third party, then it’s time to consider</w:t>
      </w:r>
      <w:r w:rsidR="00CD1BDA">
        <w:t xml:space="preserve"> using blockchain.</w:t>
      </w:r>
    </w:p>
    <w:p w14:paraId="14ECE53B" w14:textId="5F22B96F" w:rsidR="00CD1BDA" w:rsidRDefault="00CD1BDA" w:rsidP="0048618E"/>
    <w:p w14:paraId="258C382E" w14:textId="1E412E71" w:rsidR="00543E9E" w:rsidRDefault="00CD1BDA" w:rsidP="007A2063">
      <w:pPr>
        <w:pStyle w:val="Heading1"/>
      </w:pPr>
      <w:r>
        <w:t xml:space="preserve">4. </w:t>
      </w:r>
      <w:r w:rsidR="00543E9E">
        <w:t>What problem blockchain is used to solve in your project? Or what benefits blockchain solution brings to your project?</w:t>
      </w:r>
    </w:p>
    <w:p w14:paraId="459F6FD4" w14:textId="7C6DDD4B" w:rsidR="00543E9E" w:rsidRDefault="00543E9E" w:rsidP="0048618E"/>
    <w:p w14:paraId="33F1B218" w14:textId="0787D6E2" w:rsidR="00D80331" w:rsidRDefault="00543E9E" w:rsidP="0048618E">
      <w:pPr>
        <w:rPr>
          <w:lang w:eastAsia="zh-CN"/>
        </w:rPr>
      </w:pPr>
      <w:r>
        <w:t>This is the question which is easily forgot</w:t>
      </w:r>
      <w:ins w:id="18" w:author="Dayuan Tan" w:date="2022-09-28T01:05:00Z">
        <w:r w:rsidR="00C13E6E">
          <w:t>ten</w:t>
        </w:r>
      </w:ins>
      <w:r>
        <w:t xml:space="preserve"> by people to think about. In some cases, what you purs</w:t>
      </w:r>
      <w:r w:rsidR="00D445A7">
        <w:t>ue doesn’t need a blockchain. In other words, some parts of blockchain technologies can solve it. For example, sometimes you only need the property of immutability, then maybe an immutable centralized database is enough</w:t>
      </w:r>
      <w:r w:rsidR="00FF2D73">
        <w:t>;</w:t>
      </w:r>
      <w:r w:rsidR="00D445A7">
        <w:t xml:space="preserve"> </w:t>
      </w:r>
      <w:r w:rsidR="00FF2D73">
        <w:t>s</w:t>
      </w:r>
      <w:r w:rsidR="00D445A7">
        <w:t xml:space="preserve">ometimes you </w:t>
      </w:r>
      <w:r w:rsidR="00D80331">
        <w:t xml:space="preserve">only </w:t>
      </w:r>
      <w:r w:rsidR="00D445A7">
        <w:t>want the fail</w:t>
      </w:r>
      <w:r w:rsidR="00D445A7">
        <w:rPr>
          <w:lang w:eastAsia="zh-CN"/>
        </w:rPr>
        <w:t>ure tole</w:t>
      </w:r>
      <w:r w:rsidR="00FF2D73">
        <w:rPr>
          <w:lang w:eastAsia="zh-CN"/>
        </w:rPr>
        <w:t>rance, then a traditional distributed system with a byzantine fault tolerance is enough;</w:t>
      </w:r>
      <w:r w:rsidR="00D80331">
        <w:rPr>
          <w:lang w:eastAsia="zh-CN"/>
        </w:rPr>
        <w:t xml:space="preserve"> sometimes you only need to secure your data, then how about just using cryptography without block</w:t>
      </w:r>
      <w:r w:rsidR="007A2B00">
        <w:rPr>
          <w:lang w:eastAsia="zh-CN"/>
        </w:rPr>
        <w:t>c</w:t>
      </w:r>
      <w:r w:rsidR="00D80331">
        <w:rPr>
          <w:lang w:eastAsia="zh-CN"/>
        </w:rPr>
        <w:t>h</w:t>
      </w:r>
      <w:r w:rsidR="007A2B00">
        <w:rPr>
          <w:lang w:eastAsia="zh-CN"/>
        </w:rPr>
        <w:t>a</w:t>
      </w:r>
      <w:r w:rsidR="00D80331">
        <w:rPr>
          <w:lang w:eastAsia="zh-CN"/>
        </w:rPr>
        <w:t>in?</w:t>
      </w:r>
    </w:p>
    <w:p w14:paraId="67C93089" w14:textId="77777777" w:rsidR="00D80331" w:rsidRDefault="00D80331" w:rsidP="0048618E">
      <w:pPr>
        <w:rPr>
          <w:lang w:eastAsia="zh-CN"/>
        </w:rPr>
      </w:pPr>
    </w:p>
    <w:p w14:paraId="1DCF89AC" w14:textId="5A4A19B6" w:rsidR="00543E9E" w:rsidRDefault="00D80331" w:rsidP="0048618E">
      <w:pPr>
        <w:rPr>
          <w:lang w:eastAsia="zh-CN"/>
        </w:rPr>
      </w:pPr>
      <w:r>
        <w:rPr>
          <w:lang w:eastAsia="zh-CN"/>
        </w:rPr>
        <w:t xml:space="preserve"> </w:t>
      </w:r>
      <w:r w:rsidR="00FF2D73">
        <w:rPr>
          <w:lang w:eastAsia="zh-CN"/>
        </w:rPr>
        <w:t xml:space="preserve"> </w:t>
      </w:r>
    </w:p>
    <w:p w14:paraId="4B905DDE" w14:textId="77777777" w:rsidR="00543E9E" w:rsidRDefault="00543E9E" w:rsidP="0048618E"/>
    <w:p w14:paraId="5230CF95" w14:textId="2AAE633C" w:rsidR="00CD1BDA" w:rsidRDefault="007A2063" w:rsidP="007A2063">
      <w:pPr>
        <w:pStyle w:val="Heading1"/>
        <w:rPr>
          <w:lang w:eastAsia="zh-CN"/>
        </w:rPr>
      </w:pPr>
      <w:r>
        <w:t xml:space="preserve">5. </w:t>
      </w:r>
      <w:r w:rsidR="00CD1BDA">
        <w:t>How blockchain will be used in your project?</w:t>
      </w:r>
      <w:r w:rsidR="00EB5CAF">
        <w:t xml:space="preserve"> How is that </w:t>
      </w:r>
      <w:r>
        <w:t>better</w:t>
      </w:r>
      <w:r w:rsidR="00EB5CAF">
        <w:t xml:space="preserve"> than non-blockchain solutions? </w:t>
      </w:r>
    </w:p>
    <w:p w14:paraId="552C0797" w14:textId="152C1043" w:rsidR="00CD1BDA" w:rsidRDefault="00CD1BDA" w:rsidP="0048618E"/>
    <w:p w14:paraId="53684621" w14:textId="77777777" w:rsidR="00EB5CAF" w:rsidRDefault="00D92DDE" w:rsidP="0048618E">
      <w:r>
        <w:t xml:space="preserve">Now you need to consider </w:t>
      </w:r>
      <w:r w:rsidR="00402994">
        <w:t xml:space="preserve">the architecture of your project and </w:t>
      </w:r>
      <w:r w:rsidR="008A4BCD">
        <w:t xml:space="preserve">how blockchain will be used in your project. More specifically, </w:t>
      </w:r>
    </w:p>
    <w:p w14:paraId="47353B9D" w14:textId="5A073470" w:rsidR="00EB5CAF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t>who will be nodes</w:t>
      </w:r>
      <w:ins w:id="19" w:author="Dayuan Tan" w:date="2022-09-28T01:07:00Z">
        <w:r w:rsidR="00172279">
          <w:t>?</w:t>
        </w:r>
      </w:ins>
      <w:del w:id="20" w:author="Dayuan Tan" w:date="2022-09-28T01:07:00Z">
        <w:r w:rsidDel="00172279">
          <w:delText>,</w:delText>
        </w:r>
      </w:del>
      <w:r>
        <w:t xml:space="preserve"> </w:t>
      </w:r>
    </w:p>
    <w:p w14:paraId="18C30D41" w14:textId="695DE75C" w:rsidR="00EB5CAF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t xml:space="preserve">which data </w:t>
      </w:r>
      <w:ins w:id="21" w:author="Dayuan Tan" w:date="2022-10-01T21:39:00Z">
        <w:r w:rsidR="00EE26CA">
          <w:t xml:space="preserve">do </w:t>
        </w:r>
      </w:ins>
      <w:r>
        <w:t xml:space="preserve">you want to store on </w:t>
      </w:r>
      <w:r w:rsidR="008E3183">
        <w:t xml:space="preserve">and off </w:t>
      </w:r>
      <w:ins w:id="22" w:author="Dayuan Tan" w:date="2022-09-28T01:06:00Z">
        <w:r w:rsidR="00C13E6E">
          <w:t xml:space="preserve">the </w:t>
        </w:r>
      </w:ins>
      <w:r>
        <w:t>blockchain</w:t>
      </w:r>
      <w:ins w:id="23" w:author="Dayuan Tan" w:date="2022-09-28T01:07:00Z">
        <w:r w:rsidR="00172279">
          <w:t>?</w:t>
        </w:r>
      </w:ins>
      <w:del w:id="24" w:author="Dayuan Tan" w:date="2022-09-28T01:07:00Z">
        <w:r w:rsidDel="00172279">
          <w:delText>,</w:delText>
        </w:r>
      </w:del>
      <w:r>
        <w:t xml:space="preserve"> </w:t>
      </w:r>
    </w:p>
    <w:p w14:paraId="56789D1A" w14:textId="0424D051" w:rsidR="00CD1BDA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lastRenderedPageBreak/>
        <w:t xml:space="preserve">what features </w:t>
      </w:r>
      <w:ins w:id="25" w:author="Dayuan Tan" w:date="2022-10-01T21:39:00Z">
        <w:r w:rsidR="00EE26CA">
          <w:t xml:space="preserve">do </w:t>
        </w:r>
      </w:ins>
      <w:r>
        <w:t xml:space="preserve">you want the smart contract (code on </w:t>
      </w:r>
      <w:ins w:id="26" w:author="Dayuan Tan" w:date="2022-10-01T21:39:00Z">
        <w:r w:rsidR="00EE26CA">
          <w:t xml:space="preserve">the </w:t>
        </w:r>
      </w:ins>
      <w:r>
        <w:t>blockchain) to impl</w:t>
      </w:r>
      <w:r>
        <w:rPr>
          <w:lang w:eastAsia="zh-CN"/>
        </w:rPr>
        <w:t xml:space="preserve">ement? </w:t>
      </w:r>
    </w:p>
    <w:p w14:paraId="5A7B44A5" w14:textId="77777777" w:rsidR="00543E9E" w:rsidRDefault="00543E9E" w:rsidP="00D74C35">
      <w:pPr>
        <w:rPr>
          <w:lang w:eastAsia="zh-CN"/>
        </w:rPr>
      </w:pPr>
    </w:p>
    <w:p w14:paraId="4DEEECAF" w14:textId="4674CFAA" w:rsidR="00D74C35" w:rsidRDefault="00901F8E" w:rsidP="00D74C35">
      <w:pPr>
        <w:rPr>
          <w:lang w:eastAsia="zh-CN"/>
        </w:rPr>
      </w:pPr>
      <w:r>
        <w:rPr>
          <w:lang w:eastAsia="zh-CN"/>
        </w:rPr>
        <w:t xml:space="preserve">Then you must consider the question that </w:t>
      </w:r>
      <w:r w:rsidR="007A2B00">
        <w:rPr>
          <w:lang w:eastAsia="zh-CN"/>
        </w:rPr>
        <w:t xml:space="preserve">is there any non-blockchain solution for your project? </w:t>
      </w:r>
      <w:r w:rsidR="007A2063">
        <w:rPr>
          <w:lang w:eastAsia="zh-CN"/>
        </w:rPr>
        <w:t xml:space="preserve">If no, then go ahead with blockchain. If yes, how the blockchain solution is better than those non-blockchain solutions? </w:t>
      </w:r>
      <w:r w:rsidR="00543E9E">
        <w:rPr>
          <w:lang w:eastAsia="zh-CN"/>
        </w:rPr>
        <w:t xml:space="preserve"> </w:t>
      </w:r>
    </w:p>
    <w:p w14:paraId="0A4F8554" w14:textId="27BA8F74" w:rsidR="007A2063" w:rsidRDefault="007A2063" w:rsidP="00D74C35">
      <w:pPr>
        <w:rPr>
          <w:lang w:eastAsia="zh-CN"/>
        </w:rPr>
      </w:pPr>
    </w:p>
    <w:p w14:paraId="3B1E27DD" w14:textId="03FF3807" w:rsidR="007A2063" w:rsidRDefault="007A2063" w:rsidP="00D74C35">
      <w:pPr>
        <w:rPr>
          <w:lang w:eastAsia="zh-CN"/>
        </w:rPr>
      </w:pPr>
      <w:r>
        <w:rPr>
          <w:lang w:eastAsia="zh-CN"/>
        </w:rPr>
        <w:t xml:space="preserve">After answering </w:t>
      </w:r>
      <w:ins w:id="27" w:author="Dayuan Tan" w:date="2022-10-01T21:40:00Z">
        <w:r w:rsidR="00EE26CA">
          <w:rPr>
            <w:lang w:eastAsia="zh-CN"/>
          </w:rPr>
          <w:t xml:space="preserve">the </w:t>
        </w:r>
      </w:ins>
      <w:r>
        <w:rPr>
          <w:lang w:eastAsia="zh-CN"/>
        </w:rPr>
        <w:t xml:space="preserve">above questions, I believe you have your answer </w:t>
      </w:r>
      <w:ins w:id="28" w:author="Dayuan Tan" w:date="2022-10-01T21:40:00Z">
        <w:r w:rsidR="00EE26CA">
          <w:rPr>
            <w:lang w:eastAsia="zh-CN"/>
          </w:rPr>
          <w:t xml:space="preserve">on </w:t>
        </w:r>
      </w:ins>
      <w:r>
        <w:rPr>
          <w:lang w:eastAsia="zh-CN"/>
        </w:rPr>
        <w:t xml:space="preserve">whether blockchain is suitable for your project. These questions help to confirm you really need this technology instead of following suit. </w:t>
      </w:r>
    </w:p>
    <w:p w14:paraId="61FAE537" w14:textId="77777777" w:rsidR="00D74C35" w:rsidRDefault="00D74C35" w:rsidP="00D74C35">
      <w:pPr>
        <w:rPr>
          <w:lang w:eastAsia="zh-CN"/>
        </w:rPr>
      </w:pPr>
    </w:p>
    <w:p w14:paraId="7138618B" w14:textId="287FD68C" w:rsidR="00D74C35" w:rsidRDefault="00D74C35" w:rsidP="00D74C35">
      <w:pPr>
        <w:pStyle w:val="Heading1"/>
        <w:rPr>
          <w:lang w:eastAsia="zh-CN"/>
        </w:rPr>
      </w:pPr>
      <w:r>
        <w:rPr>
          <w:lang w:eastAsia="zh-CN"/>
        </w:rPr>
        <w:t>References:</w:t>
      </w:r>
    </w:p>
    <w:p w14:paraId="42EC1BE5" w14:textId="68BECDC5" w:rsidR="00D74C35" w:rsidRDefault="00D74C35" w:rsidP="00D74C35">
      <w:pPr>
        <w:rPr>
          <w:lang w:eastAsia="zh-CN"/>
        </w:rPr>
      </w:pPr>
      <w:r>
        <w:rPr>
          <w:lang w:eastAsia="zh-CN"/>
        </w:rPr>
        <w:t xml:space="preserve">1. </w:t>
      </w:r>
      <w:hyperlink r:id="rId6" w:anchor="lesson-3-when-to-use-a-blockchain" w:history="1">
        <w:r w:rsidRPr="003B46A3">
          <w:rPr>
            <w:rStyle w:val="Hyperlink"/>
            <w:lang w:eastAsia="zh-CN"/>
          </w:rPr>
          <w:t>https://github.com/DayuanTan/AI-TensorFlow-Blockchain-Certificate/blob/master/Blockchain_Foundations_and_Use_Cases/module3_blockchain_in_use/module3.md#lesson-3-when-to-use-a-blockchain</w:t>
        </w:r>
      </w:hyperlink>
      <w:r>
        <w:rPr>
          <w:lang w:eastAsia="zh-CN"/>
        </w:rPr>
        <w:t xml:space="preserve"> </w:t>
      </w:r>
    </w:p>
    <w:sectPr w:rsidR="00D74C35" w:rsidSect="009851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0164E"/>
    <w:multiLevelType w:val="hybridMultilevel"/>
    <w:tmpl w:val="7AB61DF0"/>
    <w:lvl w:ilvl="0" w:tplc="8B5A7052">
      <w:start w:val="4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629937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yuan Tan">
    <w15:presenceInfo w15:providerId="AD" w15:userId="S::dayuan1@umbc.edu::dff6a18e-a7f0-4705-9b67-6eca6664baf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proofState w:spelling="clean" w:grammar="clean"/>
  <w:trackRevisions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98A"/>
    <w:rsid w:val="00006DE5"/>
    <w:rsid w:val="00172279"/>
    <w:rsid w:val="001A7454"/>
    <w:rsid w:val="00200CE5"/>
    <w:rsid w:val="002E4BF4"/>
    <w:rsid w:val="0037407A"/>
    <w:rsid w:val="003E2BA3"/>
    <w:rsid w:val="00402994"/>
    <w:rsid w:val="0048618E"/>
    <w:rsid w:val="0052326C"/>
    <w:rsid w:val="00543E9E"/>
    <w:rsid w:val="006A2219"/>
    <w:rsid w:val="006E2494"/>
    <w:rsid w:val="00716B84"/>
    <w:rsid w:val="00777B92"/>
    <w:rsid w:val="007A2063"/>
    <w:rsid w:val="007A2B00"/>
    <w:rsid w:val="00852193"/>
    <w:rsid w:val="008A4BCD"/>
    <w:rsid w:val="008E3183"/>
    <w:rsid w:val="00901F8E"/>
    <w:rsid w:val="009843F9"/>
    <w:rsid w:val="009851F4"/>
    <w:rsid w:val="00A91486"/>
    <w:rsid w:val="00B97A44"/>
    <w:rsid w:val="00BE298A"/>
    <w:rsid w:val="00C13E6E"/>
    <w:rsid w:val="00C719B0"/>
    <w:rsid w:val="00CD1BDA"/>
    <w:rsid w:val="00D445A7"/>
    <w:rsid w:val="00D74C35"/>
    <w:rsid w:val="00D80331"/>
    <w:rsid w:val="00D92DDE"/>
    <w:rsid w:val="00EB5CAF"/>
    <w:rsid w:val="00EE1D76"/>
    <w:rsid w:val="00EE26CA"/>
    <w:rsid w:val="00FF2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14FCCAF"/>
  <w14:defaultImageDpi w14:val="300"/>
  <w15:docId w15:val="{9F3A178B-B113-5C4F-899B-E03E5AD07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18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618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8618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61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74C3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C3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B5CAF"/>
    <w:pPr>
      <w:ind w:left="720"/>
      <w:contextualSpacing/>
    </w:pPr>
  </w:style>
  <w:style w:type="paragraph" w:styleId="Revision">
    <w:name w:val="Revision"/>
    <w:hidden/>
    <w:uiPriority w:val="99"/>
    <w:semiHidden/>
    <w:rsid w:val="001A74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36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7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ayuanTan/AI-TensorFlow-Blockchain-Certificate/blob/master/Blockchain_Foundations_and_Use_Cases/module3_blockchain_in_use/module3.md" TargetMode="External"/><Relationship Id="rId5" Type="http://schemas.openxmlformats.org/officeDocument/2006/relationships/image" Target="media/image1.gi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658</Words>
  <Characters>3757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Dayuan Tan</cp:lastModifiedBy>
  <cp:revision>8</cp:revision>
  <dcterms:created xsi:type="dcterms:W3CDTF">2022-09-28T03:11:00Z</dcterms:created>
  <dcterms:modified xsi:type="dcterms:W3CDTF">2022-10-02T01:52:00Z</dcterms:modified>
</cp:coreProperties>
</file>